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24D36E" w14:textId="77777777" w:rsidR="007E76E0" w:rsidRPr="00D72A08" w:rsidRDefault="005209C4" w:rsidP="005209C4">
      <w:pPr>
        <w:pStyle w:val="ListParagraph"/>
        <w:numPr>
          <w:ilvl w:val="0"/>
          <w:numId w:val="2"/>
        </w:numPr>
      </w:pPr>
      <w:r w:rsidRPr="00D72A08">
        <w:t>Introduction</w:t>
      </w:r>
    </w:p>
    <w:p w14:paraId="52CFFADA" w14:textId="77777777" w:rsidR="005209C4" w:rsidRPr="00D72A08" w:rsidRDefault="005209C4" w:rsidP="005209C4">
      <w:pPr>
        <w:pStyle w:val="ListParagraph"/>
        <w:numPr>
          <w:ilvl w:val="1"/>
          <w:numId w:val="2"/>
        </w:numPr>
      </w:pPr>
      <w:r w:rsidRPr="00D72A08">
        <w:t>What is a neural network?</w:t>
      </w:r>
    </w:p>
    <w:p w14:paraId="0FD75983" w14:textId="77777777" w:rsidR="005209C4" w:rsidRPr="00D72A08" w:rsidRDefault="005209C4" w:rsidP="005209C4">
      <w:pPr>
        <w:pStyle w:val="ListParagraph"/>
        <w:numPr>
          <w:ilvl w:val="1"/>
          <w:numId w:val="2"/>
        </w:numPr>
      </w:pPr>
      <w:r w:rsidRPr="00D72A08">
        <w:t>Supervised learning with neural networks</w:t>
      </w:r>
    </w:p>
    <w:p w14:paraId="5391A1AC" w14:textId="77777777" w:rsidR="005209C4" w:rsidRPr="00D72A08" w:rsidRDefault="005209C4" w:rsidP="005209C4">
      <w:pPr>
        <w:pStyle w:val="ListParagraph"/>
        <w:numPr>
          <w:ilvl w:val="1"/>
          <w:numId w:val="2"/>
        </w:numPr>
      </w:pPr>
      <w:r w:rsidRPr="00D72A08">
        <w:t>Why is deep learning taking off?</w:t>
      </w:r>
      <w:r w:rsidRPr="00D72A08">
        <w:br/>
        <w:t>About this course</w:t>
      </w:r>
    </w:p>
    <w:p w14:paraId="14F42E56" w14:textId="77777777" w:rsidR="005209C4" w:rsidRPr="00D72A08" w:rsidRDefault="005209C4" w:rsidP="005209C4">
      <w:pPr>
        <w:pStyle w:val="ListParagraph"/>
        <w:numPr>
          <w:ilvl w:val="1"/>
          <w:numId w:val="2"/>
        </w:numPr>
      </w:pPr>
      <w:r w:rsidRPr="00D72A08">
        <w:t>FAQ: Reading</w:t>
      </w:r>
    </w:p>
    <w:p w14:paraId="76A24D77" w14:textId="74C5A71D" w:rsidR="005209C4" w:rsidRDefault="005209C4" w:rsidP="005209C4">
      <w:pPr>
        <w:pStyle w:val="ListParagraph"/>
        <w:numPr>
          <w:ilvl w:val="1"/>
          <w:numId w:val="2"/>
        </w:numPr>
        <w:rPr>
          <w:ins w:id="0" w:author="Seanita Tolliver" w:date="2019-09-11T07:06:00Z"/>
        </w:rPr>
      </w:pPr>
      <w:r w:rsidRPr="00D72A08">
        <w:t>Course Resources</w:t>
      </w:r>
      <w:del w:id="1" w:author="Seanita Tolliver" w:date="2019-09-11T07:06:00Z">
        <w:r w:rsidRPr="00D72A08" w:rsidDel="00232F64">
          <w:delText>’</w:delText>
        </w:r>
      </w:del>
    </w:p>
    <w:p w14:paraId="5DA8F8B9" w14:textId="04A49F00" w:rsidR="00232F64" w:rsidRDefault="00232F64" w:rsidP="00232F64">
      <w:pPr>
        <w:rPr>
          <w:ins w:id="2" w:author="Seanita Tolliver" w:date="2019-09-11T07:06:00Z"/>
        </w:rPr>
      </w:pPr>
    </w:p>
    <w:p w14:paraId="3A748337" w14:textId="22DAA202" w:rsidR="00232F64" w:rsidRDefault="00232F64" w:rsidP="00232F64">
      <w:pPr>
        <w:rPr>
          <w:ins w:id="3" w:author="Seanita Tolliver" w:date="2019-09-11T07:06:00Z"/>
        </w:rPr>
      </w:pPr>
    </w:p>
    <w:p w14:paraId="5CC77B89" w14:textId="77777777" w:rsidR="00232F64" w:rsidRDefault="00232F64" w:rsidP="00232F64">
      <w:pPr>
        <w:rPr>
          <w:ins w:id="4" w:author="Seanita Tolliver" w:date="2019-09-11T07:10:00Z"/>
        </w:rPr>
      </w:pPr>
      <w:ins w:id="5" w:author="Seanita Tolliver" w:date="2019-09-11T07:10:00Z">
        <w:r>
          <w:t>Python:</w:t>
        </w:r>
      </w:ins>
    </w:p>
    <w:p w14:paraId="3885F614" w14:textId="3EE11AA1" w:rsidR="00232F64" w:rsidRDefault="00232F64">
      <w:pPr>
        <w:pStyle w:val="ListParagraph"/>
        <w:numPr>
          <w:ilvl w:val="0"/>
          <w:numId w:val="6"/>
        </w:numPr>
        <w:rPr>
          <w:ins w:id="6" w:author="Seanita Tolliver" w:date="2019-09-11T07:06:00Z"/>
        </w:rPr>
        <w:pPrChange w:id="7" w:author="Seanita Tolliver" w:date="2019-09-11T07:10:00Z">
          <w:pPr/>
        </w:pPrChange>
      </w:pPr>
      <w:ins w:id="8" w:author="Seanita Tolliver" w:date="2019-09-11T07:06:00Z">
        <w:r>
          <w:t>TensorFlow</w:t>
        </w:r>
      </w:ins>
    </w:p>
    <w:p w14:paraId="30AEDDE5" w14:textId="0F7ECBD3" w:rsidR="00232F64" w:rsidRDefault="00232F64">
      <w:pPr>
        <w:pStyle w:val="ListParagraph"/>
        <w:numPr>
          <w:ilvl w:val="0"/>
          <w:numId w:val="6"/>
        </w:numPr>
        <w:rPr>
          <w:ins w:id="9" w:author="Seanita Tolliver" w:date="2019-09-11T07:06:00Z"/>
        </w:rPr>
        <w:pPrChange w:id="10" w:author="Seanita Tolliver" w:date="2019-09-11T07:10:00Z">
          <w:pPr/>
        </w:pPrChange>
      </w:pPr>
      <w:proofErr w:type="spellStart"/>
      <w:ins w:id="11" w:author="Seanita Tolliver" w:date="2019-09-11T07:06:00Z">
        <w:r>
          <w:t>Keras</w:t>
        </w:r>
        <w:proofErr w:type="spellEnd"/>
      </w:ins>
    </w:p>
    <w:p w14:paraId="0E5E0CA3" w14:textId="60BE088D" w:rsidR="00232F64" w:rsidRDefault="00232F64">
      <w:pPr>
        <w:pStyle w:val="ListParagraph"/>
        <w:numPr>
          <w:ilvl w:val="0"/>
          <w:numId w:val="6"/>
        </w:numPr>
        <w:rPr>
          <w:ins w:id="12" w:author="Seanita Tolliver" w:date="2019-09-11T07:07:00Z"/>
        </w:rPr>
        <w:pPrChange w:id="13" w:author="Seanita Tolliver" w:date="2019-09-11T07:10:00Z">
          <w:pPr/>
        </w:pPrChange>
      </w:pPr>
      <w:proofErr w:type="spellStart"/>
      <w:ins w:id="14" w:author="Seanita Tolliver" w:date="2019-09-11T07:06:00Z">
        <w:r>
          <w:t>PaddleP</w:t>
        </w:r>
      </w:ins>
      <w:ins w:id="15" w:author="Seanita Tolliver" w:date="2019-09-11T07:07:00Z">
        <w:r>
          <w:t>addle</w:t>
        </w:r>
        <w:proofErr w:type="spellEnd"/>
      </w:ins>
    </w:p>
    <w:p w14:paraId="755AE768" w14:textId="0D4B1365" w:rsidR="00232F64" w:rsidRDefault="00232F64">
      <w:pPr>
        <w:pStyle w:val="ListParagraph"/>
        <w:numPr>
          <w:ilvl w:val="0"/>
          <w:numId w:val="6"/>
        </w:numPr>
        <w:rPr>
          <w:ins w:id="16" w:author="Seanita Tolliver" w:date="2019-09-11T07:07:00Z"/>
        </w:rPr>
        <w:pPrChange w:id="17" w:author="Seanita Tolliver" w:date="2019-09-11T07:10:00Z">
          <w:pPr/>
        </w:pPrChange>
      </w:pPr>
      <w:ins w:id="18" w:author="Seanita Tolliver" w:date="2019-09-11T07:07:00Z">
        <w:r>
          <w:t>CNTK</w:t>
        </w:r>
      </w:ins>
    </w:p>
    <w:p w14:paraId="1433BDC5" w14:textId="4A8C5E51" w:rsidR="00232F64" w:rsidRPr="00D72A08" w:rsidRDefault="00232F64">
      <w:pPr>
        <w:pStyle w:val="ListParagraph"/>
        <w:numPr>
          <w:ilvl w:val="0"/>
          <w:numId w:val="6"/>
        </w:numPr>
        <w:pPrChange w:id="19" w:author="Seanita Tolliver" w:date="2019-09-11T07:10:00Z">
          <w:pPr>
            <w:pStyle w:val="ListParagraph"/>
            <w:numPr>
              <w:ilvl w:val="1"/>
              <w:numId w:val="2"/>
            </w:numPr>
            <w:ind w:left="1440" w:hanging="360"/>
          </w:pPr>
        </w:pPrChange>
      </w:pPr>
      <w:ins w:id="20" w:author="Seanita Tolliver" w:date="2019-09-11T07:07:00Z">
        <w:r>
          <w:t>Caffe</w:t>
        </w:r>
      </w:ins>
    </w:p>
    <w:p w14:paraId="4B82BF39" w14:textId="77777777" w:rsidR="005209C4" w:rsidRPr="00D72A08" w:rsidRDefault="005209C4" w:rsidP="005209C4"/>
    <w:p w14:paraId="1A066CF7" w14:textId="77777777" w:rsidR="00232F64" w:rsidRDefault="00232F64" w:rsidP="005209C4">
      <w:pPr>
        <w:rPr>
          <w:ins w:id="21" w:author="Seanita Tolliver" w:date="2019-09-11T07:06:00Z"/>
          <w:b/>
        </w:rPr>
      </w:pPr>
    </w:p>
    <w:p w14:paraId="33F807EC" w14:textId="4BC6634D" w:rsidR="00232F64" w:rsidRDefault="00232F64" w:rsidP="005209C4">
      <w:pPr>
        <w:rPr>
          <w:ins w:id="22" w:author="Seanita Tolliver" w:date="2019-09-11T07:10:00Z"/>
          <w:b/>
        </w:rPr>
      </w:pPr>
      <w:ins w:id="23" w:author="Seanita Tolliver" w:date="2019-09-11T07:10:00Z">
        <w:r>
          <w:rPr>
            <w:noProof/>
          </w:rPr>
          <w:drawing>
            <wp:inline distT="0" distB="0" distL="0" distR="0" wp14:anchorId="14DC67ED" wp14:editId="668BB89A">
              <wp:extent cx="3848100" cy="2705100"/>
              <wp:effectExtent l="0" t="0" r="0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48100" cy="27051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7139EF2" w14:textId="107D5A25" w:rsidR="00D72A08" w:rsidRPr="00D72A08" w:rsidRDefault="00D72A08" w:rsidP="005209C4">
      <w:pPr>
        <w:rPr>
          <w:b/>
          <w:sz w:val="28"/>
          <w:szCs w:val="28"/>
        </w:rPr>
      </w:pPr>
      <w:r w:rsidRPr="00232F64">
        <w:rPr>
          <w:rPrChange w:id="24" w:author="Seanita Tolliver" w:date="2019-09-11T07:10:00Z">
            <w:rPr>
              <w:b/>
            </w:rPr>
          </w:rPrChange>
        </w:rPr>
        <w:br w:type="page"/>
      </w:r>
      <w:r w:rsidRPr="00D72A08">
        <w:rPr>
          <w:b/>
          <w:sz w:val="28"/>
          <w:szCs w:val="28"/>
        </w:rPr>
        <w:lastRenderedPageBreak/>
        <w:t>Introduction</w:t>
      </w:r>
    </w:p>
    <w:p w14:paraId="72DC1AD8" w14:textId="77777777" w:rsidR="00D72A08" w:rsidRDefault="00D72A08" w:rsidP="005209C4"/>
    <w:p w14:paraId="6FEB9D38" w14:textId="5EA023EB" w:rsidR="005209C4" w:rsidRPr="00D72A08" w:rsidRDefault="005209C4" w:rsidP="00D72A08">
      <w:pPr>
        <w:rPr>
          <w:b/>
        </w:rPr>
      </w:pPr>
      <w:r w:rsidRPr="00D72A08">
        <w:rPr>
          <w:b/>
        </w:rPr>
        <w:t>What is a neural network</w:t>
      </w:r>
      <w:r w:rsidR="00D72A08" w:rsidRPr="00D72A08">
        <w:rPr>
          <w:b/>
        </w:rPr>
        <w:t>?</w:t>
      </w:r>
    </w:p>
    <w:p w14:paraId="44BB13D5" w14:textId="57F4BE0D" w:rsidR="00E95C06" w:rsidRPr="00D72A08" w:rsidRDefault="00E95C06" w:rsidP="005209C4"/>
    <w:p w14:paraId="537FD808" w14:textId="66375881" w:rsidR="00E95C06" w:rsidRPr="00D72A08" w:rsidRDefault="00E95C06" w:rsidP="005209C4">
      <w:r w:rsidRPr="00D72A08">
        <w:t>Find a function that fits data of size of house to prices</w:t>
      </w:r>
    </w:p>
    <w:p w14:paraId="744B2952" w14:textId="027D348A" w:rsidR="00E95C06" w:rsidRPr="00D72A08" w:rsidRDefault="00E95C06" w:rsidP="005209C4"/>
    <w:p w14:paraId="18554E74" w14:textId="444965B7" w:rsidR="00E95C06" w:rsidRPr="00D72A08" w:rsidRDefault="00E95C06" w:rsidP="005209C4">
      <w:r w:rsidRPr="00D72A08">
        <w:t>Simplest neural network</w:t>
      </w:r>
    </w:p>
    <w:p w14:paraId="374168D9" w14:textId="4B96D77C" w:rsidR="00E95C06" w:rsidRPr="00D72A08" w:rsidRDefault="00E95C06" w:rsidP="005209C4">
      <w:r w:rsidRPr="00D72A08">
        <w:rPr>
          <w:noProof/>
        </w:rPr>
        <w:drawing>
          <wp:anchor distT="0" distB="0" distL="114300" distR="114300" simplePos="0" relativeHeight="251658240" behindDoc="0" locked="0" layoutInCell="1" allowOverlap="1" wp14:anchorId="318C7480" wp14:editId="7A67B122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4058285" cy="2562225"/>
            <wp:effectExtent l="0" t="0" r="5715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2A08">
        <w:t xml:space="preserve">Neuron -input a size, computer LF, take max of ‘0’ and outputs estimate of price. </w:t>
      </w:r>
    </w:p>
    <w:p w14:paraId="5586CD76" w14:textId="199E9D7B" w:rsidR="00E95C06" w:rsidRPr="00D72A08" w:rsidRDefault="00E95C06" w:rsidP="00E95C06">
      <w:pPr>
        <w:ind w:left="720" w:hanging="720"/>
      </w:pPr>
      <w:r w:rsidRPr="00D72A08">
        <w:t xml:space="preserve">This is a </w:t>
      </w:r>
      <w:proofErr w:type="spellStart"/>
      <w:r w:rsidRPr="00D72A08">
        <w:t>ReLU</w:t>
      </w:r>
      <w:proofErr w:type="spellEnd"/>
      <w:r w:rsidRPr="00D72A08">
        <w:t xml:space="preserve"> function – rectified linear unit. Rectified just means taking a max of ‘0’.  A larger network is formed by taking many of these neural networks and stacking them </w:t>
      </w:r>
      <w:proofErr w:type="spellStart"/>
      <w:r w:rsidRPr="00D72A08">
        <w:t>together.lin</w:t>
      </w:r>
      <w:proofErr w:type="spellEnd"/>
    </w:p>
    <w:p w14:paraId="1F59CF00" w14:textId="77777777" w:rsidR="00E95C06" w:rsidRPr="00D72A08" w:rsidRDefault="00E95C06" w:rsidP="005209C4"/>
    <w:p w14:paraId="718F96A8" w14:textId="77777777" w:rsidR="00E95C06" w:rsidRPr="00D72A08" w:rsidRDefault="00E95C06" w:rsidP="005209C4"/>
    <w:p w14:paraId="6395971D" w14:textId="35628565" w:rsidR="00E95C06" w:rsidRPr="00D72A08" w:rsidRDefault="00E95C06" w:rsidP="005209C4"/>
    <w:p w14:paraId="49FC734B" w14:textId="77777777" w:rsidR="00E95C06" w:rsidRPr="00D72A08" w:rsidRDefault="00E95C06" w:rsidP="005209C4"/>
    <w:p w14:paraId="3FFCBDA8" w14:textId="4301FF92" w:rsidR="00E95C06" w:rsidRPr="00D72A08" w:rsidRDefault="00E95C06" w:rsidP="005209C4">
      <w:r w:rsidRPr="00D72A08">
        <w:t>Bigger neural network</w:t>
      </w:r>
    </w:p>
    <w:p w14:paraId="27DD8971" w14:textId="0FAADE8E" w:rsidR="00E95C06" w:rsidRPr="00D72A08" w:rsidRDefault="00D72A08" w:rsidP="005209C4">
      <w:r w:rsidRPr="00D72A08">
        <w:t xml:space="preserve">Each node is a </w:t>
      </w:r>
      <w:proofErr w:type="spellStart"/>
      <w:r w:rsidRPr="00D72A08">
        <w:t>ReLU</w:t>
      </w:r>
      <w:proofErr w:type="spellEnd"/>
      <w:r w:rsidRPr="00D72A08">
        <w:t>. I below example, you provide the x and y and the algorithm will figure out the hidden part, e.g. family size, etc.</w:t>
      </w:r>
    </w:p>
    <w:p w14:paraId="0EAF24AA" w14:textId="3BF84D4C" w:rsidR="00D72A08" w:rsidRPr="00D72A08" w:rsidRDefault="00D72A08" w:rsidP="005209C4">
      <w:r w:rsidRPr="00D72A08">
        <w:rPr>
          <w:noProof/>
        </w:rPr>
        <w:drawing>
          <wp:inline distT="0" distB="0" distL="0" distR="0" wp14:anchorId="323E90C7" wp14:editId="210CD29E">
            <wp:extent cx="4175927" cy="2658139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11 at 6.23.29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910" cy="268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2AFC" w14:textId="6D025020" w:rsidR="00D72A08" w:rsidRPr="00D72A08" w:rsidRDefault="00D72A08" w:rsidP="005209C4"/>
    <w:p w14:paraId="0CC8D4CA" w14:textId="443169F4" w:rsidR="00D72A08" w:rsidRDefault="00D72A08" w:rsidP="005209C4">
      <w:r w:rsidRPr="00D72A08">
        <w:t>Input and hidden layer are density connected.</w:t>
      </w:r>
    </w:p>
    <w:p w14:paraId="36BA8751" w14:textId="2CE5ECEB" w:rsidR="00D72A08" w:rsidRDefault="00D72A08" w:rsidP="005209C4"/>
    <w:p w14:paraId="2EE2442C" w14:textId="099F9D33" w:rsidR="00D72A08" w:rsidRDefault="00D72A08" w:rsidP="00D72A08">
      <w:r>
        <w:t>Supervised learning with neural networks</w:t>
      </w:r>
    </w:p>
    <w:p w14:paraId="598976CE" w14:textId="77037104" w:rsidR="00D72A08" w:rsidRDefault="00D72A08" w:rsidP="00D72A08"/>
    <w:p w14:paraId="5A139678" w14:textId="79EE4BE7" w:rsidR="00D72A08" w:rsidRDefault="00D72A08" w:rsidP="00D72A08">
      <w:r>
        <w:t>Ability to show ads that you are more likely to click on.</w:t>
      </w:r>
    </w:p>
    <w:p w14:paraId="0BBEB995" w14:textId="4951EDEA" w:rsidR="00D72A08" w:rsidRDefault="000D7C01" w:rsidP="005209C4">
      <w:r w:rsidRPr="000D7C01">
        <w:rPr>
          <w:noProof/>
        </w:rPr>
        <w:drawing>
          <wp:inline distT="0" distB="0" distL="0" distR="0" wp14:anchorId="3DFDD869" wp14:editId="6B4175D2">
            <wp:extent cx="4263656" cy="2424271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6058" cy="24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0C89" w14:textId="79EADE80" w:rsidR="000D7C01" w:rsidRDefault="000D7C01" w:rsidP="005209C4"/>
    <w:p w14:paraId="4266C292" w14:textId="3B20E22B" w:rsidR="000D7C01" w:rsidRDefault="000D7C01" w:rsidP="005209C4">
      <w:r>
        <w:t>Types of neural networks for applications/usage:</w:t>
      </w:r>
    </w:p>
    <w:p w14:paraId="77916C47" w14:textId="7D363262" w:rsidR="000D7C01" w:rsidRDefault="000D7C01" w:rsidP="000D7C01">
      <w:pPr>
        <w:pStyle w:val="ListParagraph"/>
        <w:numPr>
          <w:ilvl w:val="0"/>
          <w:numId w:val="5"/>
        </w:numPr>
      </w:pPr>
      <w:r>
        <w:t>Predictions - home price, advertising (standard NN)</w:t>
      </w:r>
    </w:p>
    <w:p w14:paraId="6C8C8561" w14:textId="458A2ED2" w:rsidR="000D7C01" w:rsidRDefault="000D7C01" w:rsidP="000D7C01">
      <w:pPr>
        <w:pStyle w:val="ListParagraph"/>
        <w:numPr>
          <w:ilvl w:val="0"/>
          <w:numId w:val="5"/>
        </w:numPr>
      </w:pPr>
      <w:r>
        <w:t>Image app (CNN)</w:t>
      </w:r>
    </w:p>
    <w:p w14:paraId="23A58DEE" w14:textId="28FC4F4B" w:rsidR="000D7C01" w:rsidRDefault="000D7C01" w:rsidP="000D7C01">
      <w:pPr>
        <w:pStyle w:val="ListParagraph"/>
        <w:numPr>
          <w:ilvl w:val="0"/>
          <w:numId w:val="5"/>
        </w:numPr>
      </w:pPr>
      <w:r>
        <w:t>Audio – 1-D sequence data with temporary component (RNN)</w:t>
      </w:r>
    </w:p>
    <w:p w14:paraId="53FF779A" w14:textId="55950554" w:rsidR="000D7C01" w:rsidRDefault="000D7C01" w:rsidP="000D7C01">
      <w:pPr>
        <w:pStyle w:val="ListParagraph"/>
        <w:numPr>
          <w:ilvl w:val="0"/>
          <w:numId w:val="5"/>
        </w:numPr>
      </w:pPr>
      <w:r>
        <w:t>Speech recognition, translation (RNN)</w:t>
      </w:r>
    </w:p>
    <w:p w14:paraId="50FA3E5B" w14:textId="6F6995D9" w:rsidR="000D7C01" w:rsidRDefault="000D7C01" w:rsidP="000D7C01">
      <w:pPr>
        <w:pStyle w:val="ListParagraph"/>
        <w:numPr>
          <w:ilvl w:val="0"/>
          <w:numId w:val="5"/>
        </w:numPr>
      </w:pPr>
      <w:r>
        <w:t>Autonomous driving (Custom/hybrid)</w:t>
      </w:r>
    </w:p>
    <w:p w14:paraId="40A68BF6" w14:textId="77B79E9C" w:rsidR="000D7C01" w:rsidRDefault="000D7C01" w:rsidP="000D7C01">
      <w:r w:rsidRPr="000D7C01">
        <w:rPr>
          <w:noProof/>
        </w:rPr>
        <w:drawing>
          <wp:inline distT="0" distB="0" distL="0" distR="0" wp14:anchorId="697C7CA6" wp14:editId="5E0EC565">
            <wp:extent cx="4157330" cy="236470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7445" cy="237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CE97" w14:textId="3A5612FC" w:rsidR="000D7C01" w:rsidRDefault="000D7C01" w:rsidP="000D7C01"/>
    <w:p w14:paraId="13232C7C" w14:textId="6D768A27" w:rsidR="000D7C01" w:rsidRDefault="000D7C01" w:rsidP="000D7C01">
      <w:r>
        <w:rPr>
          <w:noProof/>
        </w:rPr>
        <w:lastRenderedPageBreak/>
        <w:drawing>
          <wp:inline distT="0" distB="0" distL="0" distR="0" wp14:anchorId="33A10502" wp14:editId="2DB0AA00">
            <wp:extent cx="3891516" cy="2205192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11 at 6.41.00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461" cy="221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F74C" w14:textId="08577B6D" w:rsidR="000D7C01" w:rsidRDefault="000D7C01" w:rsidP="000D7C01"/>
    <w:p w14:paraId="1F26CABC" w14:textId="4BBB44B2" w:rsidR="000D7C01" w:rsidRDefault="000D7C01" w:rsidP="000D7C01">
      <w:r>
        <w:t xml:space="preserve">Application of ML to structured (DB, columns, rows, </w:t>
      </w:r>
      <w:proofErr w:type="spellStart"/>
      <w:r>
        <w:t>etc</w:t>
      </w:r>
      <w:proofErr w:type="spellEnd"/>
      <w:r>
        <w:t>) and unstructured data</w:t>
      </w:r>
    </w:p>
    <w:p w14:paraId="6A473C4D" w14:textId="555B52E0" w:rsidR="000D7C01" w:rsidRDefault="000D7C01" w:rsidP="000D7C01">
      <w:r>
        <w:t>Structured—each feature is well defined.</w:t>
      </w:r>
    </w:p>
    <w:p w14:paraId="2B874E9E" w14:textId="23B707DB" w:rsidR="000D7C01" w:rsidRDefault="000D7C01" w:rsidP="000D7C01">
      <w:r>
        <w:t>Unstructured – audio, image, text</w:t>
      </w:r>
    </w:p>
    <w:p w14:paraId="330FDB56" w14:textId="029552F3" w:rsidR="000D7C01" w:rsidRDefault="000D7C01" w:rsidP="000D7C01">
      <w:r w:rsidRPr="000D7C01">
        <w:rPr>
          <w:noProof/>
        </w:rPr>
        <w:drawing>
          <wp:inline distT="0" distB="0" distL="0" distR="0" wp14:anchorId="72D0DEE1" wp14:editId="0438870A">
            <wp:extent cx="4986670" cy="283750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2621" cy="284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F64A" w14:textId="53CF5C48" w:rsidR="000D7C01" w:rsidRDefault="000D7C01" w:rsidP="000D7C01"/>
    <w:p w14:paraId="551420C7" w14:textId="5456B296" w:rsidR="000D7C01" w:rsidRDefault="00463A64" w:rsidP="000D7C01">
      <w:r>
        <w:t>Why is Deep Learning taking off?</w:t>
      </w:r>
    </w:p>
    <w:p w14:paraId="1D0E0441" w14:textId="3DC5EA56" w:rsidR="00463A64" w:rsidRDefault="00463A64" w:rsidP="000D7C01"/>
    <w:p w14:paraId="6CBBABF9" w14:textId="0BD1EB33" w:rsidR="00463A64" w:rsidRDefault="00463A64" w:rsidP="000D7C01">
      <w:r>
        <w:t>Why is DL working so well?</w:t>
      </w:r>
      <w:r>
        <w:br/>
        <w:t xml:space="preserve">Plotting </w:t>
      </w:r>
      <w:proofErr w:type="spellStart"/>
      <w:r>
        <w:t>LAlgo</w:t>
      </w:r>
      <w:proofErr w:type="spellEnd"/>
      <w:r>
        <w:t xml:space="preserve"> performance related to amount of data. We have </w:t>
      </w:r>
      <w:proofErr w:type="gramStart"/>
      <w:r>
        <w:t>accumulate</w:t>
      </w:r>
      <w:proofErr w:type="gramEnd"/>
      <w:r>
        <w:t xml:space="preserve"> more data and can feed these </w:t>
      </w:r>
      <w:proofErr w:type="spellStart"/>
      <w:r>
        <w:t>algos</w:t>
      </w:r>
      <w:proofErr w:type="spellEnd"/>
      <w:r>
        <w:t xml:space="preserve"> to learn.</w:t>
      </w:r>
    </w:p>
    <w:p w14:paraId="4A550460" w14:textId="0F38C910" w:rsidR="00463A64" w:rsidRDefault="00463A64" w:rsidP="000D7C01">
      <w:r>
        <w:rPr>
          <w:noProof/>
        </w:rPr>
        <w:lastRenderedPageBreak/>
        <w:drawing>
          <wp:inline distT="0" distB="0" distL="0" distR="0" wp14:anchorId="1BAEEDE5" wp14:editId="5D71E305">
            <wp:extent cx="4316730" cy="2436922"/>
            <wp:effectExtent l="0" t="0" r="127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0311" cy="245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33DF" w14:textId="67351961" w:rsidR="00463A64" w:rsidRDefault="00463A64" w:rsidP="000D7C01"/>
    <w:p w14:paraId="7B1B9C90" w14:textId="751F18AB" w:rsidR="00463A64" w:rsidRDefault="00463A64" w:rsidP="000D7C01">
      <w:r>
        <w:rPr>
          <w:noProof/>
        </w:rPr>
        <w:drawing>
          <wp:inline distT="0" distB="0" distL="0" distR="0" wp14:anchorId="3A757115" wp14:editId="54EDA121">
            <wp:extent cx="4316819" cy="2460033"/>
            <wp:effectExtent l="0" t="0" r="127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8027" cy="24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60DE" w14:textId="1977F6DB" w:rsidR="00463A64" w:rsidRDefault="00463A64" w:rsidP="000D7C01">
      <w:r>
        <w:t>Can see in chart above, that in order to get higher performance –need higher NN and more data. Label is input x and output y (</w:t>
      </w:r>
      <w:proofErr w:type="spellStart"/>
      <w:proofErr w:type="gramStart"/>
      <w:r>
        <w:t>x,y</w:t>
      </w:r>
      <w:proofErr w:type="spellEnd"/>
      <w:proofErr w:type="gramEnd"/>
      <w:r>
        <w:t>). m is sample size</w:t>
      </w:r>
    </w:p>
    <w:p w14:paraId="2A45EB34" w14:textId="575CF3D8" w:rsidR="00FC5EE7" w:rsidRDefault="00FC5EE7" w:rsidP="000D7C01"/>
    <w:p w14:paraId="24038A06" w14:textId="626D4CA9" w:rsidR="00FC5EE7" w:rsidRDefault="00FC5EE7" w:rsidP="000D7C01">
      <w:r>
        <w:rPr>
          <w:noProof/>
        </w:rPr>
        <w:drawing>
          <wp:inline distT="0" distB="0" distL="0" distR="0" wp14:anchorId="567BDC0A" wp14:editId="6244DFC2">
            <wp:extent cx="4254366" cy="2411717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9303" cy="243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C950" w14:textId="1DD2940E" w:rsidR="00FC5EE7" w:rsidRDefault="00FC5EE7" w:rsidP="000D7C01"/>
    <w:p w14:paraId="32869476" w14:textId="5FD69305" w:rsidR="00FC5EE7" w:rsidRDefault="00FC5EE7" w:rsidP="000D7C01">
      <w:r>
        <w:t xml:space="preserve">Switching form sigmoid to </w:t>
      </w:r>
      <w:proofErr w:type="spellStart"/>
      <w:r>
        <w:t>ReLU</w:t>
      </w:r>
      <w:proofErr w:type="spellEnd"/>
      <w:r>
        <w:t xml:space="preserve"> to make computation faster. Challenge is that learning becomes slow when sigmoid is near 0. </w:t>
      </w:r>
      <w:proofErr w:type="spellStart"/>
      <w:r>
        <w:t>ReLU</w:t>
      </w:r>
      <w:proofErr w:type="spellEnd"/>
      <w:r>
        <w:t xml:space="preserve"> – gradient is equal to 1 for all positive values of input—so gradient is less likely to gradually shrink to zero.</w:t>
      </w:r>
    </w:p>
    <w:p w14:paraId="45D31124" w14:textId="0B08D3D5" w:rsidR="00FC5EE7" w:rsidRDefault="00FC5EE7" w:rsidP="000D7C01">
      <w:r>
        <w:rPr>
          <w:noProof/>
        </w:rPr>
        <w:drawing>
          <wp:inline distT="0" distB="0" distL="0" distR="0" wp14:anchorId="79D718B9" wp14:editId="13B7BE36">
            <wp:extent cx="4206240" cy="23799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6603" cy="238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42AB" w14:textId="4E1AE741" w:rsidR="00FC5EE7" w:rsidRDefault="00FC5EE7" w:rsidP="000D7C01"/>
    <w:p w14:paraId="79268153" w14:textId="646FD6CD" w:rsidR="00FC5EE7" w:rsidRDefault="00FC5EE7" w:rsidP="000D7C01">
      <w:r>
        <w:rPr>
          <w:noProof/>
        </w:rPr>
        <w:drawing>
          <wp:inline distT="0" distB="0" distL="0" distR="0" wp14:anchorId="599DEA70" wp14:editId="30E536B0">
            <wp:extent cx="4206240" cy="23920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5832" cy="24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60A6" w14:textId="7E6D7673" w:rsidR="00FC5EE7" w:rsidRDefault="00FC5EE7" w:rsidP="000D7C01"/>
    <w:p w14:paraId="2A787B27" w14:textId="39D4D393" w:rsidR="00FC5EE7" w:rsidRDefault="00FC5EE7" w:rsidP="00FC5EE7">
      <w:pPr>
        <w:rPr>
          <w:ins w:id="25" w:author="Seanita Tolliver" w:date="2019-09-11T07:01:00Z"/>
          <w:caps/>
        </w:rPr>
      </w:pPr>
      <w:del w:id="26" w:author="Seanita Tolliver" w:date="2019-09-11T07:00:00Z">
        <w:r w:rsidDel="00FC5EE7">
          <w:rPr>
            <w:noProof/>
          </w:rPr>
          <w:drawing>
            <wp:inline distT="0" distB="0" distL="0" distR="0" wp14:anchorId="1C913D65" wp14:editId="06DA83DA">
              <wp:extent cx="4427621" cy="2505201"/>
              <wp:effectExtent l="0" t="0" r="508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33794" cy="250869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721C5F28" w14:textId="5E7A9EC1" w:rsidR="00FC5EE7" w:rsidRDefault="00FC5EE7" w:rsidP="00FC5EE7">
      <w:pPr>
        <w:rPr>
          <w:ins w:id="27" w:author="Seanita Tolliver" w:date="2019-09-11T07:02:00Z"/>
        </w:rPr>
      </w:pPr>
    </w:p>
    <w:p w14:paraId="418CA178" w14:textId="1BD41924" w:rsidR="00FC5EE7" w:rsidRDefault="00FC5EE7" w:rsidP="00FC5EE7">
      <w:pPr>
        <w:rPr>
          <w:ins w:id="28" w:author="Seanita Tolliver" w:date="2019-09-11T07:03:00Z"/>
          <w:caps/>
        </w:rPr>
      </w:pPr>
      <w:ins w:id="29" w:author="Seanita Tolliver" w:date="2019-09-11T07:02:00Z">
        <w:r>
          <w:t>W</w:t>
        </w:r>
      </w:ins>
      <w:ins w:id="30" w:author="Seanita Tolliver" w:date="2019-09-11T07:05:00Z">
        <w:r w:rsidR="007D0BEF">
          <w:t>K 1</w:t>
        </w:r>
      </w:ins>
      <w:ins w:id="31" w:author="Seanita Tolliver" w:date="2019-09-11T07:02:00Z">
        <w:r>
          <w:t xml:space="preserve">: </w:t>
        </w:r>
      </w:ins>
      <w:ins w:id="32" w:author="Seanita Tolliver" w:date="2019-09-11T07:05:00Z">
        <w:r w:rsidR="007D0BEF">
          <w:t>I</w:t>
        </w:r>
      </w:ins>
      <w:ins w:id="33" w:author="Seanita Tolliver" w:date="2019-09-11T07:03:00Z">
        <w:r>
          <w:t>ntro</w:t>
        </w:r>
      </w:ins>
    </w:p>
    <w:p w14:paraId="28C8427B" w14:textId="14F85B88" w:rsidR="00FC5EE7" w:rsidRDefault="00FC5EE7" w:rsidP="00FC5EE7">
      <w:pPr>
        <w:rPr>
          <w:ins w:id="34" w:author="Seanita Tolliver" w:date="2019-09-11T07:04:00Z"/>
        </w:rPr>
      </w:pPr>
      <w:ins w:id="35" w:author="Seanita Tolliver" w:date="2019-09-11T07:03:00Z">
        <w:r>
          <w:t>W</w:t>
        </w:r>
      </w:ins>
      <w:ins w:id="36" w:author="Seanita Tolliver" w:date="2019-09-11T07:05:00Z">
        <w:r w:rsidR="007D0BEF">
          <w:t>K</w:t>
        </w:r>
      </w:ins>
      <w:ins w:id="37" w:author="Seanita Tolliver" w:date="2019-09-11T07:03:00Z">
        <w:r>
          <w:t xml:space="preserve"> 2: NN </w:t>
        </w:r>
      </w:ins>
      <w:ins w:id="38" w:author="Seanita Tolliver" w:date="2019-09-11T07:04:00Z">
        <w:r w:rsidR="007D0BEF">
          <w:t>programming</w:t>
        </w:r>
      </w:ins>
    </w:p>
    <w:p w14:paraId="5DE1AF3D" w14:textId="69EC49A4" w:rsidR="007D0BEF" w:rsidRDefault="007D0BEF" w:rsidP="00FC5EE7">
      <w:pPr>
        <w:rPr>
          <w:ins w:id="39" w:author="Seanita Tolliver" w:date="2019-09-11T07:05:00Z"/>
        </w:rPr>
      </w:pPr>
      <w:ins w:id="40" w:author="Seanita Tolliver" w:date="2019-09-11T07:04:00Z">
        <w:r>
          <w:t>WK 2: 1 hidden NN layer</w:t>
        </w:r>
      </w:ins>
    </w:p>
    <w:p w14:paraId="28D20FB7" w14:textId="4F8E52F6" w:rsidR="007D0BEF" w:rsidRDefault="007D0BEF" w:rsidP="00FC5EE7">
      <w:pPr>
        <w:rPr>
          <w:ins w:id="41" w:author="Seanita Tolliver" w:date="2019-09-11T07:03:00Z"/>
        </w:rPr>
      </w:pPr>
      <w:ins w:id="42" w:author="Seanita Tolliver" w:date="2019-09-11T07:05:00Z">
        <w:r>
          <w:t>WK 4: Deep NN</w:t>
        </w:r>
      </w:ins>
    </w:p>
    <w:p w14:paraId="628EC700" w14:textId="1A753F71" w:rsidR="00394D2D" w:rsidRDefault="00394D2D" w:rsidP="00FC5EE7">
      <w:pPr>
        <w:rPr>
          <w:ins w:id="43" w:author="Seanita Tolliver" w:date="2019-09-11T07:37:00Z"/>
        </w:rPr>
      </w:pPr>
    </w:p>
    <w:p w14:paraId="1F0F8FDE" w14:textId="330F0BDE" w:rsidR="00394D2D" w:rsidRDefault="00394D2D" w:rsidP="00FC5EE7">
      <w:pPr>
        <w:rPr>
          <w:ins w:id="44" w:author="Seanita Tolliver" w:date="2019-09-11T07:37:00Z"/>
        </w:rPr>
      </w:pPr>
    </w:p>
    <w:p w14:paraId="634723C8" w14:textId="13CC52CE" w:rsidR="00394D2D" w:rsidRPr="00FC5EE7" w:rsidRDefault="00394D2D" w:rsidP="00FC5EE7">
      <w:pPr>
        <w:rPr>
          <w:rPrChange w:id="45" w:author="Seanita Tolliver" w:date="2019-09-11T07:04:00Z">
            <w:rPr>
              <w:caps/>
            </w:rPr>
          </w:rPrChange>
        </w:rPr>
      </w:pPr>
      <w:ins w:id="46" w:author="Seanita Tolliver" w:date="2019-09-11T07:37:00Z">
        <w:r>
          <w:t>Geof</w:t>
        </w:r>
      </w:ins>
      <w:ins w:id="47" w:author="Seanita Tolliver" w:date="2019-09-11T07:38:00Z">
        <w:r>
          <w:t>frey Hinton</w:t>
        </w:r>
      </w:ins>
    </w:p>
    <w:sectPr w:rsidR="00394D2D" w:rsidRPr="00FC5EE7" w:rsidSect="002B339A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A6FFCF" w14:textId="77777777" w:rsidR="00C36F38" w:rsidRDefault="00C36F38" w:rsidP="005209C4">
      <w:r>
        <w:separator/>
      </w:r>
    </w:p>
  </w:endnote>
  <w:endnote w:type="continuationSeparator" w:id="0">
    <w:p w14:paraId="714C0FE7" w14:textId="77777777" w:rsidR="00C36F38" w:rsidRDefault="00C36F38" w:rsidP="005209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01B6C9" w14:textId="77777777" w:rsidR="00FE3AD2" w:rsidRDefault="00FE3A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BFF98F" w14:textId="77777777" w:rsidR="00FE3AD2" w:rsidRDefault="00FE3AD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F4E60C" w14:textId="77777777" w:rsidR="00FE3AD2" w:rsidRDefault="00FE3A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11FEF0" w14:textId="77777777" w:rsidR="00C36F38" w:rsidRDefault="00C36F38" w:rsidP="005209C4">
      <w:r>
        <w:separator/>
      </w:r>
    </w:p>
  </w:footnote>
  <w:footnote w:type="continuationSeparator" w:id="0">
    <w:p w14:paraId="78C1FAE9" w14:textId="77777777" w:rsidR="00C36F38" w:rsidRDefault="00C36F38" w:rsidP="005209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16CEBB" w14:textId="77777777" w:rsidR="00FE3AD2" w:rsidRDefault="00FE3AD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599D8B" w14:textId="142A59D1" w:rsidR="005209C4" w:rsidRPr="0051236C" w:rsidRDefault="005209C4">
    <w:pPr>
      <w:pStyle w:val="Header"/>
      <w:rPr>
        <w:ins w:id="48" w:author="Seanita Tolliver" w:date="2019-09-11T09:46:00Z"/>
        <w:rFonts w:ascii="Corbel" w:hAnsi="Corbel"/>
        <w:rPrChange w:id="49" w:author="Seanita Tolliver" w:date="2019-09-11T09:47:00Z">
          <w:rPr>
            <w:ins w:id="50" w:author="Seanita Tolliver" w:date="2019-09-11T09:46:00Z"/>
          </w:rPr>
        </w:rPrChange>
      </w:rPr>
    </w:pPr>
    <w:r w:rsidRPr="0051236C">
      <w:rPr>
        <w:rFonts w:ascii="Corbel" w:hAnsi="Corbel"/>
        <w:rPrChange w:id="51" w:author="Seanita Tolliver" w:date="2019-09-11T09:47:00Z">
          <w:rPr/>
        </w:rPrChange>
      </w:rPr>
      <w:t>Deep Learning</w:t>
    </w:r>
  </w:p>
  <w:p w14:paraId="37C4595A" w14:textId="2FE87450" w:rsidR="00FE3AD2" w:rsidRPr="0051236C" w:rsidRDefault="00FE3AD2">
    <w:pPr>
      <w:pStyle w:val="Header"/>
      <w:rPr>
        <w:rFonts w:ascii="Corbel" w:hAnsi="Corbel"/>
        <w:rPrChange w:id="52" w:author="Seanita Tolliver" w:date="2019-09-11T09:47:00Z">
          <w:rPr/>
        </w:rPrChange>
      </w:rPr>
    </w:pPr>
    <w:ins w:id="53" w:author="Seanita Tolliver" w:date="2019-09-11T09:46:00Z">
      <w:r w:rsidRPr="0051236C">
        <w:rPr>
          <w:rFonts w:ascii="Corbel" w:hAnsi="Corbel"/>
          <w:rPrChange w:id="54" w:author="Seanita Tolliver" w:date="2019-09-11T09:47:00Z">
            <w:rPr/>
          </w:rPrChange>
        </w:rPr>
        <w:t>01 Introduction</w:t>
      </w:r>
    </w:ins>
    <w:bookmarkStart w:id="55" w:name="_GoBack"/>
    <w:bookmarkEnd w:id="55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74C23E" w14:textId="77777777" w:rsidR="00FE3AD2" w:rsidRDefault="00FE3AD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D0153"/>
    <w:multiLevelType w:val="hybridMultilevel"/>
    <w:tmpl w:val="2444B55A"/>
    <w:lvl w:ilvl="0" w:tplc="07E089C8">
      <w:start w:val="1"/>
      <w:numFmt w:val="bullet"/>
      <w:lvlText w:val="-"/>
      <w:lvlJc w:val="left"/>
      <w:pPr>
        <w:ind w:left="720" w:hanging="360"/>
      </w:pPr>
      <w:rPr>
        <w:rFonts w:ascii="Source Sans Pro" w:eastAsiaTheme="minorHAnsi" w:hAnsi="Source Sans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E73BE"/>
    <w:multiLevelType w:val="hybridMultilevel"/>
    <w:tmpl w:val="0C0A1E4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FA733AC"/>
    <w:multiLevelType w:val="hybridMultilevel"/>
    <w:tmpl w:val="12965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D1153D"/>
    <w:multiLevelType w:val="hybridMultilevel"/>
    <w:tmpl w:val="108ADC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8E436E"/>
    <w:multiLevelType w:val="hybridMultilevel"/>
    <w:tmpl w:val="D7486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DA51E3"/>
    <w:multiLevelType w:val="hybridMultilevel"/>
    <w:tmpl w:val="92E4E386"/>
    <w:lvl w:ilvl="0" w:tplc="07E089C8">
      <w:start w:val="1"/>
      <w:numFmt w:val="bullet"/>
      <w:lvlText w:val="-"/>
      <w:lvlJc w:val="left"/>
      <w:pPr>
        <w:ind w:left="720" w:hanging="360"/>
      </w:pPr>
      <w:rPr>
        <w:rFonts w:ascii="Source Sans Pro" w:eastAsiaTheme="minorHAnsi" w:hAnsi="Source Sans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  <w:num w:numId="6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eanita Tolliver">
    <w15:presenceInfo w15:providerId="Windows Live" w15:userId="996932affa8baa4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9C4"/>
    <w:rsid w:val="000D2DF0"/>
    <w:rsid w:val="000D7C01"/>
    <w:rsid w:val="00114B01"/>
    <w:rsid w:val="00232F64"/>
    <w:rsid w:val="002B339A"/>
    <w:rsid w:val="002C103D"/>
    <w:rsid w:val="002D5AB0"/>
    <w:rsid w:val="00394D2D"/>
    <w:rsid w:val="00437FE7"/>
    <w:rsid w:val="00463A64"/>
    <w:rsid w:val="004C7519"/>
    <w:rsid w:val="0051236C"/>
    <w:rsid w:val="005209C4"/>
    <w:rsid w:val="006A3260"/>
    <w:rsid w:val="006B291D"/>
    <w:rsid w:val="00715B4C"/>
    <w:rsid w:val="007D0BEF"/>
    <w:rsid w:val="0086601E"/>
    <w:rsid w:val="00C36F38"/>
    <w:rsid w:val="00D72A08"/>
    <w:rsid w:val="00E95C06"/>
    <w:rsid w:val="00FC5EE7"/>
    <w:rsid w:val="00FE3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C7BB16"/>
  <w15:chartTrackingRefBased/>
  <w15:docId w15:val="{EAE7DC9E-3BD1-FE4C-B573-DA83A084B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Source Sans Pro" w:eastAsiaTheme="minorHAnsi" w:hAnsi="Source Sans Pro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9C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09C4"/>
  </w:style>
  <w:style w:type="paragraph" w:styleId="Footer">
    <w:name w:val="footer"/>
    <w:basedOn w:val="Normal"/>
    <w:link w:val="FooterChar"/>
    <w:uiPriority w:val="99"/>
    <w:unhideWhenUsed/>
    <w:rsid w:val="005209C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09C4"/>
  </w:style>
  <w:style w:type="paragraph" w:styleId="ListParagraph">
    <w:name w:val="List Paragraph"/>
    <w:basedOn w:val="Normal"/>
    <w:uiPriority w:val="34"/>
    <w:qFormat/>
    <w:rsid w:val="005209C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C5EE7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5EE7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microsoft.com/office/2011/relationships/people" Target="people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header" Target="header3.xml"/><Relationship Id="rId10" Type="http://schemas.openxmlformats.org/officeDocument/2006/relationships/image" Target="media/image4.tif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footer" Target="footer2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6</Pages>
  <Words>301</Words>
  <Characters>1717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Seanita Tolliver</dc:creator>
  <cp:keywords/>
  <dc:description/>
  <cp:lastModifiedBy>Seanita Tolliver</cp:lastModifiedBy>
  <cp:revision>8</cp:revision>
  <dcterms:created xsi:type="dcterms:W3CDTF">2019-09-11T01:59:00Z</dcterms:created>
  <dcterms:modified xsi:type="dcterms:W3CDTF">2019-09-11T13:47:00Z</dcterms:modified>
</cp:coreProperties>
</file>